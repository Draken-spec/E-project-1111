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B8CCE4"/>
  <w:body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540"/>
        <w:rPr>
          <w:rFonts w:ascii="Times" w:hAnsi="Times" w:eastAsia="Times" w:cs="Times"/>
          <w:color w:val="808080"/>
        </w:rPr>
      </w:pPr>
      <w:bookmarkStart w:id="0" w:name="_heading=h.gjdgxs" w:colFirst="0" w:colLast="0"/>
      <w:bookmarkEnd w:id="0"/>
      <w:r>
        <w:rPr>
          <w:rFonts w:ascii="Times" w:hAnsi="Times" w:eastAsia="Times" w:cs="Times"/>
          <w:color w:val="808080"/>
        </w:rPr>
        <w:t xml:space="preserve"> 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04" w:line="240" w:lineRule="auto"/>
        <w:ind w:right="3829"/>
        <w:jc w:val="right"/>
        <w:rPr>
          <w:rFonts w:ascii="Times" w:hAnsi="Times" w:eastAsia="Times" w:cs="Times"/>
          <w:color w:val="000000"/>
          <w:sz w:val="72"/>
          <w:szCs w:val="72"/>
          <w:u w:val="single"/>
        </w:rPr>
      </w:pPr>
      <w:r>
        <w:rPr>
          <w:rFonts w:ascii="Times" w:hAnsi="Times" w:eastAsia="Times" w:cs="Times"/>
          <w:color w:val="000000"/>
          <w:sz w:val="96"/>
          <w:szCs w:val="96"/>
        </w:rPr>
        <w:t xml:space="preserve">  </w:t>
      </w:r>
      <w:r>
        <w:rPr>
          <w:rFonts w:ascii="Times" w:hAnsi="Times" w:eastAsia="Times" w:cs="Times"/>
          <w:color w:val="000000"/>
          <w:sz w:val="72"/>
          <w:szCs w:val="72"/>
          <w:u w:val="single"/>
        </w:rPr>
        <w:t>Nexus Aquarium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04" w:line="240" w:lineRule="auto"/>
        <w:ind w:right="3829"/>
        <w:jc w:val="right"/>
        <w:rPr>
          <w:rFonts w:ascii="Times" w:hAnsi="Times" w:eastAsia="Times" w:cs="Times"/>
          <w:i/>
          <w:color w:val="000000"/>
          <w:sz w:val="72"/>
          <w:szCs w:val="72"/>
          <w:u w:val="single"/>
        </w:rPr>
      </w:pPr>
      <w:r>
        <w:rPr>
          <w:rFonts w:ascii="Times" w:hAnsi="Times" w:eastAsia="Times" w:cs="Times"/>
          <w:i/>
          <w:color w:val="000000"/>
          <w:sz w:val="72"/>
          <w:szCs w:val="72"/>
        </w:rPr>
        <w:t xml:space="preserve">      </w:t>
      </w:r>
      <w:r>
        <w:rPr>
          <w:rFonts w:ascii="Times" w:hAnsi="Times" w:eastAsia="Times" w:cs="Times"/>
          <w:i/>
          <w:color w:val="000000"/>
          <w:sz w:val="72"/>
          <w:szCs w:val="72"/>
          <w:u w:val="single"/>
        </w:rPr>
        <w:t>User Guide</w:t>
      </w:r>
    </w:p>
    <w:tbl>
      <w:tblPr>
        <w:tblStyle w:val="21"/>
        <w:tblW w:w="8636" w:type="dxa"/>
        <w:tblInd w:w="136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2247"/>
        <w:gridCol w:w="3149"/>
        <w:gridCol w:w="3240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66" w:hRule="atLeast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>Miss Tooba</w:t>
            </w:r>
            <w:bookmarkStart w:id="4" w:name="_GoBack"/>
            <w:bookmarkEnd w:id="4"/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66" w:hRule="atLeast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66" w:hRule="atLeast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C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66" w:hRule="atLeast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66" w:hRule="atLeast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</w:t>
            </w:r>
            <w: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  <w:t>23456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68" w:hRule="atLeast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</w:t>
            </w:r>
            <w: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  <w:t>23456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66" w:hRule="atLeast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</w:t>
            </w:r>
            <w: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  <w:t>23456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66" w:hRule="atLeast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</w:t>
            </w:r>
            <w: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  <w:t>23456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</w:p>
        </w:tc>
      </w:tr>
    </w:tbl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540"/>
        <w:rPr>
          <w:rFonts w:ascii="Times" w:hAnsi="Times" w:eastAsia="Times" w:cs="Times"/>
          <w:color w:val="808080"/>
        </w:rPr>
      </w:pPr>
      <w:r>
        <w:rPr>
          <w:rFonts w:ascii="Times" w:hAnsi="Times" w:eastAsia="Times" w:cs="Times"/>
          <w:color w:val="808080"/>
        </w:rPr>
        <w:t xml:space="preserve">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40" w:line="240" w:lineRule="auto"/>
        <w:ind w:left="1440" w:firstLine="720"/>
        <w:rPr>
          <w:rFonts w:ascii="Times" w:hAnsi="Times" w:eastAsia="Times" w:cs="Times"/>
          <w:b/>
          <w:i/>
          <w:color w:val="001F5F"/>
          <w:sz w:val="55"/>
          <w:szCs w:val="55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40" w:line="240" w:lineRule="auto"/>
        <w:ind w:left="1440" w:firstLine="720"/>
        <w:rPr>
          <w:rFonts w:ascii="Times" w:hAnsi="Times" w:eastAsia="Times" w:cs="Times"/>
          <w:b/>
          <w:i/>
          <w:color w:val="001F5F"/>
          <w:sz w:val="55"/>
          <w:szCs w:val="55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40" w:line="240" w:lineRule="auto"/>
        <w:ind w:left="1440" w:firstLine="720"/>
        <w:rPr>
          <w:rFonts w:ascii="Times" w:hAnsi="Times" w:eastAsia="Times" w:cs="Times"/>
          <w:b/>
          <w:i/>
          <w:color w:val="001F5F"/>
          <w:sz w:val="55"/>
          <w:szCs w:val="55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40" w:line="240" w:lineRule="auto"/>
        <w:ind w:left="62"/>
        <w:rPr>
          <w:rFonts w:ascii="Times" w:hAnsi="Times" w:eastAsia="Times" w:cs="Times"/>
          <w:b/>
          <w:i/>
          <w:color w:val="001F5F"/>
          <w:sz w:val="55"/>
          <w:szCs w:val="55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40" w:line="240" w:lineRule="auto"/>
        <w:ind w:left="62"/>
        <w:rPr>
          <w:rFonts w:ascii="Times" w:hAnsi="Times" w:eastAsia="Times" w:cs="Times"/>
          <w:b/>
          <w:i/>
          <w:color w:val="001F5F"/>
          <w:sz w:val="55"/>
          <w:szCs w:val="55"/>
        </w:rPr>
      </w:pPr>
      <w:r>
        <w:rPr>
          <w:rFonts w:ascii="Times" w:hAnsi="Times" w:eastAsia="Times" w:cs="Times"/>
          <w:b/>
          <w:i/>
          <w:color w:val="001F5F"/>
          <w:sz w:val="55"/>
          <w:szCs w:val="55"/>
        </w:rPr>
        <w:drawing>
          <wp:inline distT="19050" distB="19050" distL="19050" distR="19050">
            <wp:extent cx="6723380" cy="386715"/>
            <wp:effectExtent l="0" t="0" r="0" b="0"/>
            <wp:docPr id="40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4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388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hAnsi="Times" w:eastAsia="Times" w:cs="Times"/>
          <w:color w:val="000000"/>
          <w:sz w:val="28"/>
          <w:szCs w:val="28"/>
        </w:rPr>
        <w:t>(</w:t>
      </w:r>
      <w:r>
        <w:rPr>
          <w:rFonts w:ascii="Times" w:hAnsi="Times" w:eastAsia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color w:val="000000"/>
          <w:sz w:val="28"/>
          <w:szCs w:val="28"/>
        </w:rPr>
        <w:t xml:space="preserve">)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60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color w:val="000000"/>
          <w:sz w:val="28"/>
          <w:szCs w:val="28"/>
        </w:rPr>
      </w:pPr>
      <w:r>
        <w:drawing>
          <wp:inline distT="0" distB="0" distL="0" distR="0">
            <wp:extent cx="5912485" cy="3937635"/>
            <wp:effectExtent l="0" t="0" r="0" b="0"/>
            <wp:docPr id="40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5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" w:line="240" w:lineRule="auto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2339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1: Home page to Nexus aquarium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2" w:line="227" w:lineRule="auto"/>
        <w:ind w:left="899" w:right="723" w:hanging="363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drawing>
          <wp:inline distT="0" distB="0" distL="0" distR="0">
            <wp:extent cx="171450" cy="171450"/>
            <wp:effectExtent l="0" t="0" r="0" b="0"/>
            <wp:docPr id="40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2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color w:val="000000"/>
          <w:sz w:val="28"/>
          <w:szCs w:val="28"/>
        </w:rPr>
        <w:t xml:space="preserve">  Our Slogan has given to the peoples toward our website. “DIVE TO THE DEPTHS OF THE OCEANS WITH US”.  </w:t>
      </w:r>
    </w:p>
    <w:p>
      <w:pPr>
        <w:widowControl w:val="0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t xml:space="preserve"> By clicking (</w:t>
      </w:r>
      <w:r>
        <w:rPr>
          <w:rFonts w:ascii="Times" w:hAnsi="Times" w:eastAsia="Times" w:cs="Times"/>
          <w:b/>
          <w:color w:val="548DD4"/>
          <w:sz w:val="28"/>
          <w:szCs w:val="28"/>
        </w:rPr>
        <w:t>Get started</w:t>
      </w:r>
      <w:r>
        <w:rPr>
          <w:rFonts w:ascii="Times" w:hAnsi="Times" w:eastAsia="Times" w:cs="Times"/>
          <w:color w:val="000000"/>
          <w:sz w:val="28"/>
          <w:szCs w:val="28"/>
        </w:rPr>
        <w:t>) button user while redirect to the main webpage.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  <w:r>
        <w:rPr>
          <w:rFonts w:ascii="Times" w:hAnsi="Times" w:eastAsia="Times" w:cs="Times"/>
          <w:color w:val="000000"/>
          <w:sz w:val="28"/>
          <w:szCs w:val="28"/>
        </w:rPr>
        <w:t xml:space="preserve">                                     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rPr>
          <w:u w:val="single"/>
        </w:rPr>
      </w:pPr>
      <w:r>
        <w:br w:type="page"/>
      </w: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0" w:line="240" w:lineRule="auto"/>
        <w:rPr>
          <w:rFonts w:ascii="Times" w:hAnsi="Times" w:eastAsia="Times" w:cs="Times"/>
          <w:b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>Navbar (</w:t>
      </w:r>
      <w:r>
        <w:rPr>
          <w:rFonts w:ascii="Times" w:hAnsi="Times" w:eastAsia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28" w:line="217" w:lineRule="auto"/>
        <w:ind w:left="415" w:right="744"/>
        <w:jc w:val="center"/>
        <w:rPr>
          <w:rFonts w:ascii="Times" w:hAnsi="Times" w:eastAsia="Times" w:cs="Times"/>
          <w:i/>
          <w:color w:val="000000"/>
          <w:sz w:val="28"/>
          <w:szCs w:val="28"/>
        </w:rPr>
      </w:pPr>
      <w:r>
        <w:drawing>
          <wp:inline distT="0" distB="0" distL="0" distR="0">
            <wp:extent cx="5829300" cy="714375"/>
            <wp:effectExtent l="28575" t="28575" r="28575" b="28575"/>
            <wp:docPr id="41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5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1437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28" w:line="217" w:lineRule="auto"/>
        <w:ind w:left="415" w:right="744"/>
        <w:jc w:val="center"/>
        <w:rPr>
          <w:rFonts w:ascii="Times" w:hAnsi="Times" w:eastAsia="Times" w:cs="Times"/>
          <w:b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2: Navbar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540" w:right="1276" w:hanging="2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t>We have given seven essentials. By clicking any of the essential’s and redirect to the linked page. (</w:t>
      </w:r>
      <w:r>
        <w:rPr>
          <w:rFonts w:ascii="Times" w:hAnsi="Times" w:eastAsia="Times" w:cs="Times"/>
          <w:color w:val="548DD4"/>
          <w:sz w:val="28"/>
          <w:szCs w:val="28"/>
        </w:rPr>
        <w:t>0. Index (1).html</w:t>
      </w:r>
      <w:r>
        <w:rPr>
          <w:rFonts w:ascii="Times" w:hAnsi="Times" w:eastAsia="Times" w:cs="Times"/>
          <w:color w:val="000000"/>
          <w:sz w:val="28"/>
          <w:szCs w:val="28"/>
        </w:rPr>
        <w:t xml:space="preserve">)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540" w:right="1276" w:hanging="2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  <w:r>
        <w:rPr>
          <w:rFonts w:ascii="Times" w:hAnsi="Times" w:eastAsia="Times" w:cs="Times"/>
          <w:b/>
          <w:color w:val="000000"/>
          <w:sz w:val="56"/>
          <w:szCs w:val="56"/>
        </w:rPr>
        <w:t xml:space="preserve">           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540" w:right="1276" w:hanging="2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540" w:right="1276" w:hanging="2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right="1276"/>
        <w:rPr>
          <w:rFonts w:ascii="Times" w:hAnsi="Times" w:eastAsia="Times" w:cs="Times"/>
          <w:b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>About us (</w:t>
      </w:r>
      <w:r>
        <w:rPr>
          <w:rFonts w:ascii="Times" w:hAnsi="Times" w:eastAsia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4" w:lineRule="auto"/>
        <w:ind w:left="450" w:right="1276"/>
        <w:rPr>
          <w:rFonts w:ascii="Times" w:hAnsi="Times" w:eastAsia="Times" w:cs="Times"/>
          <w:b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4" w:lineRule="auto"/>
        <w:ind w:left="450" w:right="1276"/>
        <w:rPr>
          <w:rFonts w:ascii="Times" w:hAnsi="Times" w:eastAsia="Times" w:cs="Times"/>
          <w:b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color w:val="000000"/>
          <w:sz w:val="28"/>
          <w:szCs w:val="28"/>
        </w:rPr>
        <w:drawing>
          <wp:inline distT="0" distB="0" distL="0" distR="0">
            <wp:extent cx="4932680" cy="1991360"/>
            <wp:effectExtent l="31750" t="31750" r="31750" b="31750"/>
            <wp:docPr id="40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4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275" cy="1991413"/>
                    </a:xfrm>
                    <a:prstGeom prst="rect">
                      <a:avLst/>
                    </a:prstGeom>
                    <a:ln w="317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right="4060"/>
        <w:jc w:val="right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3: About us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3" w:line="240" w:lineRule="auto"/>
        <w:ind w:left="532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19050" distB="19050" distL="19050" distR="19050">
            <wp:extent cx="474980" cy="146050"/>
            <wp:effectExtent l="0" t="0" r="0" b="0"/>
            <wp:docPr id="4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40" w:lineRule="auto"/>
        <w:ind w:left="172"/>
      </w:pPr>
      <w:r>
        <w:rPr>
          <w:rFonts w:ascii="Times" w:hAnsi="Times" w:eastAsia="Times" w:cs="Times"/>
          <w:color w:val="000000"/>
          <w:sz w:val="28"/>
          <w:szCs w:val="28"/>
        </w:rPr>
        <w:drawing>
          <wp:inline distT="19050" distB="19050" distL="19050" distR="19050">
            <wp:extent cx="1417320" cy="213360"/>
            <wp:effectExtent l="0" t="0" r="0" b="0"/>
            <wp:docPr id="41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6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t xml:space="preserve">  </w:t>
      </w: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41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52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color w:val="000000"/>
          <w:sz w:val="28"/>
          <w:szCs w:val="28"/>
        </w:rPr>
        <w:t xml:space="preserve">  Explore different habitats, from the sweltering tropics to tidal rock pools.</w:t>
      </w:r>
    </w:p>
    <w:p>
      <w:pPr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413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52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color w:val="000000"/>
          <w:sz w:val="28"/>
          <w:szCs w:val="28"/>
        </w:rPr>
        <w:t xml:space="preserve">   Discover all about our weird and wonderful creatures with fun and interactive learning experience.</w:t>
      </w:r>
    </w:p>
    <w:p>
      <w:pPr>
        <w:jc w:val="both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417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52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color w:val="000000"/>
          <w:sz w:val="28"/>
          <w:szCs w:val="28"/>
        </w:rPr>
        <w:t>To be a destination of choice where all are welcome and motivated to join as a driving force for aquatic life.</w:t>
      </w:r>
    </w:p>
    <w:p>
      <w:pPr>
        <w:rPr>
          <w:rFonts w:ascii="Times" w:hAnsi="Times" w:eastAsia="Times" w:cs="Times"/>
          <w:color w:val="000000"/>
          <w:sz w:val="28"/>
          <w:szCs w:val="28"/>
        </w:rPr>
      </w:pPr>
      <w:r>
        <w:br w:type="page"/>
      </w:r>
    </w:p>
    <w:p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4.Service (</w:t>
      </w:r>
      <w:r>
        <w:rPr>
          <w:b/>
          <w:color w:val="548DD4"/>
          <w:sz w:val="28"/>
          <w:szCs w:val="28"/>
          <w:u w:val="single"/>
        </w:rPr>
        <w:t>index (1).html</w:t>
      </w:r>
      <w:r>
        <w:rPr>
          <w:b/>
          <w:sz w:val="28"/>
          <w:szCs w:val="28"/>
          <w:u w:val="single"/>
        </w:rPr>
        <w:t>)</w:t>
      </w:r>
    </w:p>
    <w:p>
      <w:pPr>
        <w:ind w:left="180"/>
        <w:rPr>
          <w:b/>
          <w:sz w:val="28"/>
          <w:szCs w:val="28"/>
          <w:u w:val="single"/>
        </w:rPr>
      </w:pPr>
    </w:p>
    <w:p>
      <w:pPr>
        <w:ind w:left="180"/>
        <w:rPr>
          <w:b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8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drawing>
          <wp:inline distT="0" distB="0" distL="0" distR="0">
            <wp:extent cx="5758180" cy="2272030"/>
            <wp:effectExtent l="22225" t="22225" r="22225" b="22225"/>
            <wp:docPr id="41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68.png"/>
                    <pic:cNvPicPr preferRelativeResize="0"/>
                  </pic:nvPicPr>
                  <pic:blipFill>
                    <a:blip r:embed="rId14"/>
                    <a:srcRect l="3862"/>
                    <a:stretch>
                      <a:fillRect/>
                    </a:stretch>
                  </pic:blipFill>
                  <pic:spPr>
                    <a:xfrm>
                      <a:off x="0" y="0"/>
                      <a:ext cx="5758463" cy="2272469"/>
                    </a:xfrm>
                    <a:prstGeom prst="rect">
                      <a:avLst/>
                    </a:prstGeom>
                    <a:ln w="222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060" w:firstLine="54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4: Service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  <w:r>
        <w:rPr>
          <w:rFonts w:ascii="Times" w:hAnsi="Times" w:eastAsia="Times" w:cs="Times"/>
          <w:color w:val="808080"/>
        </w:rPr>
        <w:t xml:space="preserve"> 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color w:val="00000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>We have mentioned our basic services to make people known about the service we provide.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416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52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 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Home based Aquarium:</w:t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On our first service we have mentioned about providing home-based aquarium and providing them oceanic environment.</w:t>
      </w:r>
    </w:p>
    <w:p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  Aquatic pets:</w:t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We are giving idea about providing oceanic environment at home and we have mentioned how can be treat aquatic pets at home.</w:t>
      </w:r>
    </w:p>
    <w:p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 Cleaning Service: </w:t>
      </w:r>
      <w:r>
        <w:rPr>
          <w:rFonts w:ascii="Times" w:hAnsi="Times" w:eastAsia="Times" w:cs="Times"/>
          <w:i/>
          <w:color w:val="000000"/>
          <w:sz w:val="28"/>
          <w:szCs w:val="28"/>
        </w:rPr>
        <w:t>We have mentioned that we are providing aquarium home cleaning services to the customer.</w:t>
      </w:r>
    </w:p>
    <w:p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Customer Service:</w:t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For the ease of the people our website is providing customer service for the customer so that they can contact directly to our aquatic assistant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170"/>
        <w:rPr>
          <w:rFonts w:ascii="Times" w:hAnsi="Times" w:eastAsia="Times" w:cs="Times"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5.Mini Aquarium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7" w:line="240" w:lineRule="auto"/>
        <w:ind w:right="1785"/>
        <w:jc w:val="right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7" w:line="240" w:lineRule="auto"/>
        <w:ind w:right="1785"/>
        <w:jc w:val="right"/>
        <w:rPr>
          <w:rFonts w:ascii="Times" w:hAnsi="Times" w:eastAsia="Times" w:cs="Times"/>
          <w:color w:val="000000"/>
          <w:sz w:val="28"/>
          <w:szCs w:val="28"/>
        </w:rPr>
      </w:pPr>
      <w:r>
        <w:drawing>
          <wp:inline distT="0" distB="0" distL="0" distR="0">
            <wp:extent cx="6036310" cy="3848100"/>
            <wp:effectExtent l="19050" t="19050" r="19050" b="19050"/>
            <wp:docPr id="41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6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848100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7" w:line="240" w:lineRule="auto"/>
        <w:ind w:right="1785"/>
        <w:jc w:val="right"/>
        <w:rPr>
          <w:rFonts w:ascii="Times" w:hAnsi="Times" w:eastAsia="Times" w:cs="Times"/>
          <w:color w:val="000000"/>
          <w:sz w:val="28"/>
          <w:szCs w:val="28"/>
        </w:rPr>
      </w:pPr>
      <w:r>
        <w:drawing>
          <wp:anchor distT="19050" distB="19050" distL="19050" distR="19050" simplePos="0" relativeHeight="251659264" behindDoc="0" locked="0" layoutInCell="1" allowOverlap="1">
            <wp:simplePos x="0" y="0"/>
            <wp:positionH relativeFrom="column">
              <wp:posOffset>2021205</wp:posOffset>
            </wp:positionH>
            <wp:positionV relativeFrom="paragraph">
              <wp:posOffset>3303270</wp:posOffset>
            </wp:positionV>
            <wp:extent cx="2193290" cy="382270"/>
            <wp:effectExtent l="0" t="0" r="0" b="0"/>
            <wp:wrapSquare wrapText="bothSides"/>
            <wp:docPr id="3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060" w:firstLine="54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5: Mini Aquarium Species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  <w:r>
        <w:rPr>
          <w:rFonts w:ascii="Times" w:hAnsi="Times" w:eastAsia="Times" w:cs="Times"/>
          <w:color w:val="808080"/>
        </w:rPr>
        <w:t xml:space="preserve">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Description: </w:t>
      </w:r>
      <w:r>
        <w:rPr>
          <w:rFonts w:ascii="Times" w:hAnsi="Times" w:eastAsia="Times" w:cs="Times"/>
          <w:i/>
          <w:color w:val="000000"/>
          <w:sz w:val="28"/>
          <w:szCs w:val="28"/>
        </w:rPr>
        <w:t>Every Aquarium have big tank and mini Aquarium for some unique and small types so species which can’t  service between big kind of marine.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</w:t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“Description of some mini species”</w:t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 w:firstLine="257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We have given some unique kind of species in our mini Aquarium page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>And provide hover to highlight the name and pictures so that people who are visiting our website can gain knowledge.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Mickey Mouse Platy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Guppies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Neon Tetra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Gold Barb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6.Menu bar: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color w:val="000000"/>
        </w:rPr>
        <w:drawing>
          <wp:inline distT="0" distB="0" distL="0" distR="0">
            <wp:extent cx="6142990" cy="431800"/>
            <wp:effectExtent l="25400" t="25400" r="25400" b="25400"/>
            <wp:docPr id="42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69.png"/>
                    <pic:cNvPicPr preferRelativeResize="0"/>
                  </pic:nvPicPr>
                  <pic:blipFill>
                    <a:blip r:embed="rId17"/>
                    <a:srcRect t="9472" b="79849"/>
                    <a:stretch>
                      <a:fillRect/>
                    </a:stretch>
                  </pic:blipFill>
                  <pic:spPr>
                    <a:xfrm>
                      <a:off x="0" y="0"/>
                      <a:ext cx="6143163" cy="43233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44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bookmarkStart w:id="1" w:name="_heading=h.30j0zll" w:colFirst="0" w:colLast="0"/>
      <w:bookmarkEnd w:id="1"/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6: Description of our Menu bar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  <w:r>
        <w:rPr>
          <w:rFonts w:ascii="Times" w:hAnsi="Times" w:eastAsia="Times" w:cs="Times"/>
          <w:color w:val="808080"/>
        </w:rPr>
        <w:t xml:space="preserve">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Use to load the remaining sections. The following is a list of those sections: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As we have work on only single page and re-directing on other sections. So, we are made our web directed pages. 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Home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1. 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About Page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 xml:space="preserve"> (2. index (1).html- About Section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Services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3. index (1).html-Services Section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Portfolio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4. index (1).html-Portfolio Section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           </w:t>
      </w:r>
      <w:r>
        <w:rPr>
          <w:color w:val="000000"/>
        </w:rPr>
        <w:drawing>
          <wp:inline distT="0" distB="0" distL="0" distR="0">
            <wp:extent cx="267335" cy="267335"/>
            <wp:effectExtent l="0" t="0" r="0" b="0"/>
            <wp:docPr id="423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30.png" descr="Shark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5.Portfolio-detail.html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6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0.png" descr="Shark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6.Portfolio-details-2.html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8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0.png" descr="Shark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7.Portfolio-details-3.html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9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30.png" descr="Shark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8.Portfolio-details-4.html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30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0.png" descr="Shark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9.Portfolio-details-5.html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382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0.png" descr="Shark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10.Octopus-details.html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383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30.png" descr="Shark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11.Jellyfish-details.html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385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30.png" descr="Shark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12.Beluga-details.html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386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0.png" descr="Shark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13.Penguine-details.html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Dine Inn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14. 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Visit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15. 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Contact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16. index (1).html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7. Video link: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color w:val="000000"/>
        </w:rPr>
        <w:drawing>
          <wp:inline distT="0" distB="0" distL="0" distR="0">
            <wp:extent cx="5737225" cy="3553460"/>
            <wp:effectExtent l="0" t="0" r="0" b="0"/>
            <wp:docPr id="38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5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638" cy="355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060" w:firstLine="54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 xml:space="preserve">Figure 7: Linked Video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060" w:firstLine="54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bookmarkStart w:id="2" w:name="_heading=h.1fob9te" w:colFirst="0" w:colLast="0"/>
      <w:bookmarkEnd w:id="2"/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  We have put our Aquarium survey video link from YouTube for the attraction of client.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8.Portfolio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drawing>
          <wp:inline distT="0" distB="0" distL="0" distR="0">
            <wp:extent cx="4510405" cy="2087880"/>
            <wp:effectExtent l="25400" t="25400" r="25400" b="25400"/>
            <wp:docPr id="39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5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900" cy="208809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drawing>
          <wp:inline distT="0" distB="0" distL="0" distR="0">
            <wp:extent cx="4347845" cy="2297430"/>
            <wp:effectExtent l="34925" t="34925" r="34925" b="34925"/>
            <wp:docPr id="39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5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356" cy="2297963"/>
                    </a:xfrm>
                    <a:prstGeom prst="rect">
                      <a:avLst/>
                    </a:prstGeom>
                    <a:ln w="349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8: Portfolio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43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Description: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In Portfolio we have specified about the specific marine animals and we have given the slide-show of the specific fishes to make our website creative and provide people knowledge about marines.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>We have created the icon to redirect with the slideshow. We have given the details of the marine.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drawing>
          <wp:inline distT="0" distB="0" distL="0" distR="0">
            <wp:extent cx="5761990" cy="1329055"/>
            <wp:effectExtent l="0" t="0" r="0" b="0"/>
            <wp:docPr id="39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45.png"/>
                    <pic:cNvPicPr preferRelativeResize="0"/>
                  </pic:nvPicPr>
                  <pic:blipFill>
                    <a:blip r:embed="rId22"/>
                    <a:srcRect l="3935" t="8933" r="5122" b="4877"/>
                    <a:stretch>
                      <a:fillRect/>
                    </a:stretch>
                  </pic:blipFill>
                  <pic:spPr>
                    <a:xfrm>
                      <a:off x="0" y="0"/>
                      <a:ext cx="5762346" cy="132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9.Our Team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3274060" cy="1250315"/>
            <wp:effectExtent l="0" t="0" r="0" b="0"/>
            <wp:docPr id="39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51.png"/>
                    <pic:cNvPicPr preferRelativeResize="0"/>
                  </pic:nvPicPr>
                  <pic:blipFill>
                    <a:blip r:embed="rId23"/>
                    <a:srcRect l="5022" t="8933" r="1863" b="27812"/>
                    <a:stretch>
                      <a:fillRect/>
                    </a:stretch>
                  </pic:blipFill>
                  <pic:spPr>
                    <a:xfrm>
                      <a:off x="0" y="0"/>
                      <a:ext cx="3274621" cy="125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line="264" w:lineRule="auto"/>
        <w:ind w:left="2880"/>
        <w:rPr>
          <w:rFonts w:ascii="Cambria" w:hAnsi="Cambria" w:eastAsia="Cambria" w:cs="Cambria"/>
          <w:sz w:val="20"/>
          <w:szCs w:val="20"/>
        </w:rPr>
      </w:pPr>
      <w:r>
        <w:rPr>
          <w:rFonts w:ascii="Cambria" w:hAnsi="Cambria" w:eastAsia="Cambria" w:cs="Cambria"/>
          <w:sz w:val="20"/>
          <w:szCs w:val="20"/>
        </w:rPr>
        <w:t xml:space="preserve">             </w:t>
      </w:r>
      <w:r>
        <w:rPr>
          <w:rFonts w:ascii="Cambria" w:hAnsi="Cambria" w:eastAsia="Cambria" w:cs="Cambria"/>
          <w:sz w:val="20"/>
          <w:szCs w:val="20"/>
        </w:rPr>
        <w:drawing>
          <wp:inline distT="0" distB="0" distL="0" distR="0">
            <wp:extent cx="266700" cy="257175"/>
            <wp:effectExtent l="0" t="0" r="0" b="0"/>
            <wp:docPr id="396" name="image2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2.png" descr="Arrow Clockwise curv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 xml:space="preserve">Web Designer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3273425" cy="1313815"/>
            <wp:effectExtent l="0" t="0" r="0" b="0"/>
            <wp:docPr id="36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26.png"/>
                    <pic:cNvPicPr preferRelativeResize="0"/>
                  </pic:nvPicPr>
                  <pic:blipFill>
                    <a:blip r:embed="rId25"/>
                    <a:srcRect l="2579" t="9898" r="4035" b="28779"/>
                    <a:stretch>
                      <a:fillRect/>
                    </a:stretch>
                  </pic:blipFill>
                  <pic:spPr>
                    <a:xfrm>
                      <a:off x="0" y="0"/>
                      <a:ext cx="3273971" cy="131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line="264" w:lineRule="auto"/>
        <w:ind w:left="2880"/>
        <w:rPr>
          <w:rFonts w:ascii="Cambria" w:hAnsi="Cambria" w:eastAsia="Cambria" w:cs="Cambria"/>
          <w:sz w:val="20"/>
          <w:szCs w:val="20"/>
        </w:rPr>
      </w:pPr>
      <w:r>
        <w:rPr>
          <w:rFonts w:ascii="Cambria" w:hAnsi="Cambria" w:eastAsia="Cambria" w:cs="Cambria"/>
          <w:sz w:val="20"/>
          <w:szCs w:val="20"/>
        </w:rPr>
        <w:t xml:space="preserve">             </w:t>
      </w:r>
      <w:r>
        <w:rPr>
          <w:rFonts w:ascii="Cambria" w:hAnsi="Cambria" w:eastAsia="Cambria" w:cs="Cambria"/>
          <w:sz w:val="20"/>
          <w:szCs w:val="20"/>
        </w:rPr>
        <w:drawing>
          <wp:inline distT="0" distB="0" distL="0" distR="0">
            <wp:extent cx="266700" cy="257175"/>
            <wp:effectExtent l="0" t="0" r="0" b="0"/>
            <wp:docPr id="369" name="image2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22.png" descr="Arrow Clockwise curv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>Web Developer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3255645" cy="1275715"/>
            <wp:effectExtent l="0" t="0" r="0" b="0"/>
            <wp:docPr id="37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9.png"/>
                    <pic:cNvPicPr preferRelativeResize="0"/>
                  </pic:nvPicPr>
                  <pic:blipFill>
                    <a:blip r:embed="rId26"/>
                    <a:srcRect l="4887" t="8450" r="4361" b="28296"/>
                    <a:stretch>
                      <a:fillRect/>
                    </a:stretch>
                  </pic:blipFill>
                  <pic:spPr>
                    <a:xfrm>
                      <a:off x="0" y="0"/>
                      <a:ext cx="3256051" cy="12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line="264" w:lineRule="auto"/>
        <w:ind w:left="2880"/>
        <w:rPr>
          <w:rFonts w:ascii="Cambria" w:hAnsi="Cambria" w:eastAsia="Cambria" w:cs="Cambria"/>
          <w:sz w:val="20"/>
          <w:szCs w:val="20"/>
        </w:rPr>
      </w:pPr>
      <w:r>
        <w:rPr>
          <w:rFonts w:ascii="Cambria" w:hAnsi="Cambria" w:eastAsia="Cambria" w:cs="Cambria"/>
          <w:sz w:val="20"/>
          <w:szCs w:val="20"/>
        </w:rPr>
        <w:t xml:space="preserve">             </w:t>
      </w:r>
      <w:r>
        <w:rPr>
          <w:rFonts w:ascii="Cambria" w:hAnsi="Cambria" w:eastAsia="Cambria" w:cs="Cambria"/>
          <w:sz w:val="20"/>
          <w:szCs w:val="20"/>
        </w:rPr>
        <w:drawing>
          <wp:inline distT="0" distB="0" distL="0" distR="0">
            <wp:extent cx="266700" cy="257175"/>
            <wp:effectExtent l="0" t="0" r="0" b="0"/>
            <wp:docPr id="372" name="image2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2.png" descr="Arrow Clockwise curv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 xml:space="preserve">Content Writer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3226435" cy="1388110"/>
            <wp:effectExtent l="0" t="0" r="0" b="0"/>
            <wp:docPr id="37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2.png"/>
                    <pic:cNvPicPr preferRelativeResize="0"/>
                  </pic:nvPicPr>
                  <pic:blipFill>
                    <a:blip r:embed="rId27"/>
                    <a:srcRect l="6651" t="8491" r="7293" b="29886"/>
                    <a:stretch>
                      <a:fillRect/>
                    </a:stretch>
                  </pic:blipFill>
                  <pic:spPr>
                    <a:xfrm>
                      <a:off x="0" y="0"/>
                      <a:ext cx="3226893" cy="13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Cambria" w:hAnsi="Cambria" w:eastAsia="Cambria" w:cs="Cambria"/>
          <w:sz w:val="20"/>
          <w:szCs w:val="20"/>
        </w:rPr>
        <w:t xml:space="preserve">            </w:t>
      </w:r>
      <w:r>
        <w:rPr>
          <w:rFonts w:ascii="Cambria" w:hAnsi="Cambria" w:eastAsia="Cambria" w:cs="Cambria"/>
          <w:sz w:val="20"/>
          <w:szCs w:val="20"/>
        </w:rPr>
        <w:drawing>
          <wp:inline distT="0" distB="0" distL="0" distR="0">
            <wp:extent cx="266700" cy="257175"/>
            <wp:effectExtent l="0" t="0" r="0" b="0"/>
            <wp:docPr id="375" name="image2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22.png" descr="Arrow Clockwise curv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>Web Developer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10.Dine Inn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color w:val="000000"/>
        </w:rPr>
        <w:drawing>
          <wp:inline distT="0" distB="0" distL="0" distR="0">
            <wp:extent cx="5807075" cy="2278380"/>
            <wp:effectExtent l="0" t="0" r="0" b="0"/>
            <wp:docPr id="37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7.png"/>
                    <pic:cNvPicPr preferRelativeResize="0"/>
                  </pic:nvPicPr>
                  <pic:blipFill>
                    <a:blip r:embed="rId28"/>
                    <a:srcRect l="2880" t="10513" r="1808" b="6465"/>
                    <a:stretch>
                      <a:fillRect/>
                    </a:stretch>
                  </pic:blipFill>
                  <pic:spPr>
                    <a:xfrm>
                      <a:off x="0" y="0"/>
                      <a:ext cx="5807529" cy="22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3475" w:right="484" w:firstLine="125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10: Dine Inn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2" w:line="199" w:lineRule="auto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t>Our dine inn page is designed to elaborate about our aquatic environment and our timings and other policies are also mentioned there.</w:t>
      </w:r>
      <w:r>
        <w:drawing>
          <wp:anchor distT="19050" distB="19050" distL="19050" distR="19050" simplePos="0" relativeHeight="251660288" behindDoc="0" locked="0" layoutInCell="1" allowOverlap="1">
            <wp:simplePos x="0" y="0"/>
            <wp:positionH relativeFrom="column">
              <wp:posOffset>92075</wp:posOffset>
            </wp:positionH>
            <wp:positionV relativeFrom="paragraph">
              <wp:posOffset>114935</wp:posOffset>
            </wp:positionV>
            <wp:extent cx="137160" cy="146050"/>
            <wp:effectExtent l="0" t="0" r="0" b="0"/>
            <wp:wrapSquare wrapText="bothSides"/>
            <wp:docPr id="38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2" w:line="199" w:lineRule="auto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</w:p>
    <w:p>
      <w:pPr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br w:type="page"/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11.Visit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hAnsi="Times" w:eastAsia="Times" w:cs="Times"/>
          <w:i/>
          <w:sz w:val="28"/>
          <w:szCs w:val="28"/>
        </w:rPr>
        <w:drawing>
          <wp:inline distT="114300" distB="114300" distL="114300" distR="114300">
            <wp:extent cx="5024120" cy="1517015"/>
            <wp:effectExtent l="0" t="0" r="0" b="0"/>
            <wp:docPr id="37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165" cy="151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3475" w:right="484" w:firstLine="125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11: Visit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20" w:line="240" w:lineRule="auto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28"/>
          <w:szCs w:val="28"/>
        </w:rPr>
        <w:t>Visit page is about individual charges for the aquarium visit and basics description for parties and group visit.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32"/>
          <w:szCs w:val="32"/>
        </w:rPr>
        <w:t xml:space="preserve">We </w:t>
      </w:r>
      <w:r>
        <w:rPr>
          <w:rFonts w:ascii="Times" w:hAnsi="Times" w:eastAsia="Times" w:cs="Times"/>
          <w:i/>
          <w:sz w:val="28"/>
          <w:szCs w:val="28"/>
        </w:rPr>
        <w:t>have given hover and link to re-direct to the ticket form for booking.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drawing>
          <wp:inline distT="114300" distB="114300" distL="114300" distR="114300">
            <wp:extent cx="4720590" cy="1185545"/>
            <wp:effectExtent l="0" t="0" r="0" b="0"/>
            <wp:docPr id="37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6.png"/>
                    <pic:cNvPicPr preferRelativeResize="0"/>
                  </pic:nvPicPr>
                  <pic:blipFill>
                    <a:blip r:embed="rId31"/>
                    <a:srcRect l="2581" r="5385"/>
                    <a:stretch>
                      <a:fillRect/>
                    </a:stretch>
                  </pic:blipFill>
                  <pic:spPr>
                    <a:xfrm>
                      <a:off x="0" y="0"/>
                      <a:ext cx="4720734" cy="118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i/>
          <w:sz w:val="34"/>
          <w:szCs w:val="34"/>
        </w:rPr>
      </w:pPr>
      <w:r>
        <w:rPr>
          <w:rFonts w:ascii="Times" w:hAnsi="Times" w:eastAsia="Times" w:cs="Times"/>
          <w:i/>
          <w:sz w:val="34"/>
          <w:szCs w:val="34"/>
        </w:rPr>
        <w:t>Ticket Form: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In ticket forms customer have to give details: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Your Full Name: Customer have to write their full name.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Your Email: Email won't be accepted without @ we have given validations.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Booking Type: In booking type the person have to mention about what type of passes they want to confirm.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Ticket Quantity: Number of tickets they want to confirm.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Description: Description is optional but if they want to mention any validation or request about something they can write there.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color w:val="000000"/>
          <w:sz w:val="28"/>
          <w:szCs w:val="28"/>
          <w:u w:val="single"/>
        </w:rPr>
        <w:t>12.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Questions About Aquarium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color w:val="808080"/>
          <w:sz w:val="28"/>
          <w:szCs w:val="28"/>
        </w:rPr>
        <w:drawing>
          <wp:inline distT="114300" distB="114300" distL="114300" distR="114300">
            <wp:extent cx="6078220" cy="2419350"/>
            <wp:effectExtent l="0" t="0" r="0" b="0"/>
            <wp:docPr id="35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671" cy="24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160" w:right="484" w:firstLine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12: Questions about Aquarium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color w:val="808080"/>
          <w:sz w:val="28"/>
          <w:szCs w:val="28"/>
        </w:rPr>
        <w:t>If any client has any query about our marine aquarium so they can have solutions over here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13.Contact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bookmarkStart w:id="3" w:name="_heading=h.3znysh7" w:colFirst="0" w:colLast="0"/>
      <w:bookmarkEnd w:id="3"/>
      <w:sdt>
        <w:sdtPr>
          <w:tag w:val="goog_rdk_1"/>
          <w:id w:val="-930198437"/>
        </w:sdtPr>
        <w:sdtContent>
          <w:ins w:id="0" w:author="asp" w:date="2022-02-01T13:15:00Z">
            <w:r>
              <w:rPr>
                <w:rFonts w:ascii="Times" w:hAnsi="Times" w:eastAsia="Times" w:cs="Times"/>
                <w:i/>
                <w:sz w:val="28"/>
                <w:szCs w:val="28"/>
              </w:rPr>
              <w:drawing>
                <wp:inline distT="114300" distB="114300" distL="114300" distR="114300">
                  <wp:extent cx="6044565" cy="4573270"/>
                  <wp:effectExtent l="0" t="0" r="0" b="0"/>
                  <wp:docPr id="35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image19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182" cy="4573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ins>
        </w:sdtContent>
      </w:sdt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160" w:right="484" w:firstLine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13: Contact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28"/>
          <w:szCs w:val="28"/>
        </w:rPr>
        <w:t xml:space="preserve">In our contact section we have given location map for the ease of the people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28"/>
          <w:szCs w:val="28"/>
        </w:rPr>
        <w:t>Email id and phone number for contacting in case of any problem.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>Feedback Form: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28"/>
          <w:szCs w:val="28"/>
        </w:rPr>
        <w:t>To know the response of the people our team has given feedback page for the ideas and feedback of the people.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14Inner Page(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inner.html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  <w:sdt>
        <w:sdtPr>
          <w:tag w:val="goog_rdk_3"/>
          <w:id w:val="-1740782856"/>
        </w:sdtPr>
        <w:sdtContent>
          <w:ins w:id="2" w:author="asp" w:date="2022-02-01T13:16:00Z">
            <w:r>
              <w:rPr/>
              <w:drawing>
                <wp:inline distT="0" distB="0" distL="0" distR="0">
                  <wp:extent cx="6387465" cy="4437380"/>
                  <wp:effectExtent l="0" t="0" r="0" b="0"/>
                  <wp:docPr id="353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image18.png"/>
                          <pic:cNvPicPr preferRelativeResize="0"/>
                        </pic:nvPicPr>
                        <pic:blipFill>
                          <a:blip r:embed="rId34"/>
                          <a:srcRect l="3045" t="9033" r="1472" b="15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561" cy="443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ins>
        </w:sdtContent>
      </w:sdt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160" w:right="484" w:firstLine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14: Footer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57" w:line="240" w:lineRule="auto"/>
        <w:rPr>
          <w:rFonts w:ascii="Times" w:hAnsi="Times" w:eastAsia="Times" w:cs="Times"/>
          <w:sz w:val="32"/>
          <w:szCs w:val="32"/>
        </w:rPr>
      </w:pPr>
      <w:r>
        <w:rPr>
          <w:rFonts w:ascii="Times" w:hAnsi="Times" w:eastAsia="Times" w:cs="Times"/>
          <w:sz w:val="32"/>
          <w:szCs w:val="32"/>
        </w:rPr>
        <w:t>We have given some water bubbles animations in footer to make our website more relaxing.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57" w:line="240" w:lineRule="auto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Copyrights are given in the end of the website and effects of Facebook Instagram and twitter are also mentioned for making the website attractive.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57" w:line="240" w:lineRule="auto"/>
        <w:rPr>
          <w:rFonts w:ascii="Times" w:hAnsi="Times" w:eastAsia="Times" w:cs="Times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160" w:right="484" w:firstLine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36" w:line="236" w:lineRule="auto"/>
        <w:rPr>
          <w:rFonts w:ascii="Times" w:hAnsi="Times" w:eastAsia="Times" w:cs="Times"/>
          <w:color w:val="000000"/>
        </w:rPr>
        <w:sectPr>
          <w:headerReference r:id="rId5" w:type="default"/>
          <w:pgSz w:w="12240" w:h="15840"/>
          <w:pgMar w:top="616" w:right="1440" w:bottom="511" w:left="1440" w:header="0" w:footer="720" w:gutter="0"/>
          <w:pgNumType w:start="1"/>
          <w:cols w:space="720" w:num="1"/>
        </w:sect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color w:val="000000"/>
        </w:rPr>
        <w:sectPr>
          <w:type w:val="continuous"/>
          <w:pgSz w:w="12240" w:h="15840"/>
          <w:pgMar w:top="616" w:right="645" w:bottom="511" w:left="544" w:header="0" w:footer="720" w:gutter="0"/>
          <w:cols w:space="720" w:num="1"/>
        </w:sect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199" w:lineRule="auto"/>
        <w:rPr>
          <w:rFonts w:ascii="Times" w:hAnsi="Times" w:eastAsia="Times" w:cs="Times"/>
          <w:color w:val="000000"/>
        </w:rPr>
        <w:sectPr>
          <w:type w:val="continuous"/>
          <w:pgSz w:w="12240" w:h="15840"/>
          <w:pgMar w:top="616" w:right="1440" w:bottom="511" w:left="1440" w:header="0" w:footer="720" w:gutter="0"/>
          <w:cols w:space="720" w:num="1"/>
        </w:sect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color w:val="001F5F"/>
          <w:sz w:val="48"/>
          <w:szCs w:val="48"/>
        </w:rPr>
      </w:pPr>
      <w:r>
        <w:drawing>
          <wp:anchor distT="19050" distB="19050" distL="19050" distR="19050" simplePos="0" relativeHeight="251661312" behindDoc="0" locked="0" layoutInCell="1" allowOverlap="1">
            <wp:simplePos x="0" y="0"/>
            <wp:positionH relativeFrom="column">
              <wp:posOffset>-333375</wp:posOffset>
            </wp:positionH>
            <wp:positionV relativeFrom="paragraph">
              <wp:posOffset>391160</wp:posOffset>
            </wp:positionV>
            <wp:extent cx="1130935" cy="382270"/>
            <wp:effectExtent l="0" t="0" r="0" b="0"/>
            <wp:wrapSquare wrapText="bothSides"/>
            <wp:docPr id="35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80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2336" behindDoc="0" locked="0" layoutInCell="1" allowOverlap="1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4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3360" behindDoc="0" locked="0" layoutInCell="1" allowOverlap="1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7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2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4384" behindDoc="0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40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6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5408" behindDoc="0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41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6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6432" behindDoc="0" locked="0" layoutInCell="1" allowOverlap="1">
            <wp:simplePos x="0" y="0"/>
            <wp:positionH relativeFrom="column">
              <wp:posOffset>-333375</wp:posOffset>
            </wp:positionH>
            <wp:positionV relativeFrom="paragraph">
              <wp:posOffset>393065</wp:posOffset>
            </wp:positionV>
            <wp:extent cx="1965960" cy="381000"/>
            <wp:effectExtent l="0" t="0" r="0" b="0"/>
            <wp:wrapSquare wrapText="bothSides"/>
            <wp:docPr id="42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7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7456" behindDoc="0" locked="0" layoutInCell="1" allowOverlap="1">
            <wp:simplePos x="0" y="0"/>
            <wp:positionH relativeFrom="column">
              <wp:posOffset>1273175</wp:posOffset>
            </wp:positionH>
            <wp:positionV relativeFrom="paragraph">
              <wp:posOffset>1867535</wp:posOffset>
            </wp:positionV>
            <wp:extent cx="3823970" cy="182880"/>
            <wp:effectExtent l="0" t="0" r="0" b="0"/>
            <wp:wrapSquare wrapText="bothSides"/>
            <wp:docPr id="3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8480" behindDoc="0" locked="0" layoutInCell="1" allowOverlap="1">
            <wp:simplePos x="0" y="0"/>
            <wp:positionH relativeFrom="column">
              <wp:posOffset>1273175</wp:posOffset>
            </wp:positionH>
            <wp:positionV relativeFrom="paragraph">
              <wp:posOffset>1838325</wp:posOffset>
            </wp:positionV>
            <wp:extent cx="3823970" cy="212090"/>
            <wp:effectExtent l="0" t="0" r="0" b="0"/>
            <wp:wrapSquare wrapText="bothSides"/>
            <wp:docPr id="36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9504" behindDoc="0" locked="0" layoutInCell="1" allowOverlap="1">
            <wp:simplePos x="0" y="0"/>
            <wp:positionH relativeFrom="column">
              <wp:posOffset>1187450</wp:posOffset>
            </wp:positionH>
            <wp:positionV relativeFrom="paragraph">
              <wp:posOffset>1778635</wp:posOffset>
            </wp:positionV>
            <wp:extent cx="3780790" cy="181610"/>
            <wp:effectExtent l="0" t="0" r="0" b="0"/>
            <wp:wrapSquare wrapText="bothSides"/>
            <wp:docPr id="39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4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04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05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649595" cy="1943100"/>
            <wp:effectExtent l="0" t="0" r="0" b="0"/>
            <wp:wrapSquare wrapText="bothSides"/>
            <wp:docPr id="3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46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155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02935" cy="1917065"/>
            <wp:effectExtent l="0" t="0" r="0" b="0"/>
            <wp:wrapSquare wrapText="bothSides"/>
            <wp:docPr id="37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3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808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2576" behindDoc="0" locked="0" layoutInCell="1" allowOverlap="1">
            <wp:simplePos x="0" y="0"/>
            <wp:positionH relativeFrom="column">
              <wp:posOffset>1464945</wp:posOffset>
            </wp:positionH>
            <wp:positionV relativeFrom="paragraph">
              <wp:posOffset>1753235</wp:posOffset>
            </wp:positionV>
            <wp:extent cx="3276600" cy="182880"/>
            <wp:effectExtent l="0" t="0" r="0" b="0"/>
            <wp:wrapSquare wrapText="bothSides"/>
            <wp:docPr id="3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36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20320</wp:posOffset>
            </wp:positionV>
            <wp:extent cx="5826125" cy="2267585"/>
            <wp:effectExtent l="0" t="0" r="0" b="0"/>
            <wp:wrapSquare wrapText="bothSides"/>
            <wp:docPr id="42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6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4624" behindDoc="0" locked="0" layoutInCell="1" allowOverlap="1">
            <wp:simplePos x="0" y="0"/>
            <wp:positionH relativeFrom="column">
              <wp:posOffset>1120775</wp:posOffset>
            </wp:positionH>
            <wp:positionV relativeFrom="paragraph">
              <wp:posOffset>2105025</wp:posOffset>
            </wp:positionV>
            <wp:extent cx="4091940" cy="182880"/>
            <wp:effectExtent l="0" t="0" r="0" b="0"/>
            <wp:wrapSquare wrapText="bothSides"/>
            <wp:docPr id="3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564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-22225</wp:posOffset>
            </wp:positionV>
            <wp:extent cx="3189605" cy="382270"/>
            <wp:effectExtent l="0" t="0" r="0" b="0"/>
            <wp:wrapSquare wrapText="bothSides"/>
            <wp:docPr id="40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73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6672" behindDoc="0" locked="0" layoutInCell="1" allowOverlap="1">
            <wp:simplePos x="0" y="0"/>
            <wp:positionH relativeFrom="column">
              <wp:posOffset>710565</wp:posOffset>
            </wp:positionH>
            <wp:positionV relativeFrom="paragraph">
              <wp:posOffset>-22225</wp:posOffset>
            </wp:positionV>
            <wp:extent cx="2498090" cy="382270"/>
            <wp:effectExtent l="0" t="0" r="0" b="0"/>
            <wp:wrapSquare wrapText="bothSides"/>
            <wp:docPr id="38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3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8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7696" behindDoc="0" locked="0" layoutInCell="1" allowOverlap="1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9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4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8720" behindDoc="0" locked="0" layoutInCell="1" allowOverlap="1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0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79744" behindDoc="0" locked="0" layoutInCell="1" allowOverlap="1">
            <wp:simplePos x="0" y="0"/>
            <wp:positionH relativeFrom="column">
              <wp:posOffset>2546985</wp:posOffset>
            </wp:positionH>
            <wp:positionV relativeFrom="paragraph">
              <wp:posOffset>6447155</wp:posOffset>
            </wp:positionV>
            <wp:extent cx="2249170" cy="382270"/>
            <wp:effectExtent l="0" t="0" r="0" b="0"/>
            <wp:wrapSquare wrapText="bothSides"/>
            <wp:docPr id="40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5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0768" behindDoc="0" locked="0" layoutInCell="1" allowOverlap="1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3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1792" behindDoc="0" locked="0" layoutInCell="1" allowOverlap="1">
            <wp:simplePos x="0" y="0"/>
            <wp:positionH relativeFrom="column">
              <wp:posOffset>1978660</wp:posOffset>
            </wp:positionH>
            <wp:positionV relativeFrom="paragraph">
              <wp:posOffset>3534410</wp:posOffset>
            </wp:positionV>
            <wp:extent cx="2487295" cy="212090"/>
            <wp:effectExtent l="0" t="0" r="0" b="0"/>
            <wp:wrapSquare wrapText="bothSides"/>
            <wp:docPr id="36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2816" behindDoc="0" locked="0" layoutInCell="1" allowOverlap="1">
            <wp:simplePos x="0" y="0"/>
            <wp:positionH relativeFrom="column">
              <wp:posOffset>-93980</wp:posOffset>
            </wp:positionH>
            <wp:positionV relativeFrom="paragraph">
              <wp:posOffset>191770</wp:posOffset>
            </wp:positionV>
            <wp:extent cx="1574165" cy="382270"/>
            <wp:effectExtent l="0" t="0" r="0" b="0"/>
            <wp:wrapSquare wrapText="bothSides"/>
            <wp:docPr id="3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3840" behindDoc="0" locked="0" layoutInCell="1" allowOverlap="1">
            <wp:simplePos x="0" y="0"/>
            <wp:positionH relativeFrom="column">
              <wp:posOffset>-333375</wp:posOffset>
            </wp:positionH>
            <wp:positionV relativeFrom="paragraph">
              <wp:posOffset>394335</wp:posOffset>
            </wp:positionV>
            <wp:extent cx="1574165" cy="382270"/>
            <wp:effectExtent l="0" t="0" r="0" b="0"/>
            <wp:wrapSquare wrapText="bothSides"/>
            <wp:docPr id="3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4864" behindDoc="0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601345</wp:posOffset>
            </wp:positionV>
            <wp:extent cx="1593850" cy="382270"/>
            <wp:effectExtent l="0" t="0" r="0" b="0"/>
            <wp:wrapSquare wrapText="bothSides"/>
            <wp:docPr id="36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1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588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151120" cy="1749425"/>
            <wp:effectExtent l="0" t="0" r="0" b="0"/>
            <wp:wrapSquare wrapText="bothSides"/>
            <wp:docPr id="37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2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69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210810" cy="2049780"/>
            <wp:effectExtent l="0" t="0" r="0" b="0"/>
            <wp:wrapSquare wrapText="bothSides"/>
            <wp:docPr id="39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5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556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7936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39370</wp:posOffset>
            </wp:positionV>
            <wp:extent cx="2995930" cy="198120"/>
            <wp:effectExtent l="0" t="0" r="0" b="0"/>
            <wp:wrapSquare wrapText="bothSides"/>
            <wp:docPr id="39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8960" behindDoc="0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68580</wp:posOffset>
            </wp:positionV>
            <wp:extent cx="2995930" cy="182880"/>
            <wp:effectExtent l="0" t="0" r="0" b="0"/>
            <wp:wrapSquare wrapText="bothSides"/>
            <wp:docPr id="34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8998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603885</wp:posOffset>
            </wp:positionV>
            <wp:extent cx="1111250" cy="381000"/>
            <wp:effectExtent l="0" t="0" r="0" b="0"/>
            <wp:wrapSquare wrapText="bothSides"/>
            <wp:docPr id="3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0996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91008" behindDoc="0" locked="0" layoutInCell="1" allowOverlap="1">
            <wp:simplePos x="0" y="0"/>
            <wp:positionH relativeFrom="column">
              <wp:posOffset>-333375</wp:posOffset>
            </wp:positionH>
            <wp:positionV relativeFrom="paragraph">
              <wp:posOffset>394970</wp:posOffset>
            </wp:positionV>
            <wp:extent cx="833755" cy="382270"/>
            <wp:effectExtent l="0" t="0" r="0" b="0"/>
            <wp:wrapSquare wrapText="bothSides"/>
            <wp:docPr id="3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2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362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92032" behindDoc="0" locked="0" layoutInCell="1" allowOverlap="1">
            <wp:simplePos x="0" y="0"/>
            <wp:positionH relativeFrom="column">
              <wp:posOffset>-333375</wp:posOffset>
            </wp:positionH>
            <wp:positionV relativeFrom="paragraph">
              <wp:posOffset>193675</wp:posOffset>
            </wp:positionV>
            <wp:extent cx="755650" cy="382270"/>
            <wp:effectExtent l="0" t="0" r="0" b="0"/>
            <wp:wrapSquare wrapText="bothSides"/>
            <wp:docPr id="3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93056" behindDoc="0" locked="0" layoutInCell="1" allowOverlap="1">
            <wp:simplePos x="0" y="0"/>
            <wp:positionH relativeFrom="column">
              <wp:posOffset>-333375</wp:posOffset>
            </wp:positionH>
            <wp:positionV relativeFrom="paragraph">
              <wp:posOffset>398780</wp:posOffset>
            </wp:positionV>
            <wp:extent cx="892810" cy="381000"/>
            <wp:effectExtent l="0" t="0" r="0" b="0"/>
            <wp:wrapSquare wrapText="bothSides"/>
            <wp:docPr id="42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6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306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94080" behindDoc="0" locked="0" layoutInCell="1" allowOverlap="1">
            <wp:simplePos x="0" y="0"/>
            <wp:positionH relativeFrom="column">
              <wp:posOffset>-333375</wp:posOffset>
            </wp:positionH>
            <wp:positionV relativeFrom="paragraph">
              <wp:posOffset>191770</wp:posOffset>
            </wp:positionV>
            <wp:extent cx="735965" cy="382270"/>
            <wp:effectExtent l="0" t="0" r="0" b="0"/>
            <wp:wrapSquare wrapText="bothSides"/>
            <wp:docPr id="40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4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0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95104" behindDoc="0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991870" cy="382270"/>
            <wp:effectExtent l="0" t="0" r="0" b="0"/>
            <wp:wrapSquare wrapText="bothSides"/>
            <wp:docPr id="3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21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96128" behindDoc="0" locked="0" layoutInCell="1" allowOverlap="1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3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97152" behindDoc="0" locked="0" layoutInCell="1" allowOverlap="1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38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98176" behindDoc="0" locked="0" layoutInCell="1" allowOverlap="1">
            <wp:simplePos x="0" y="0"/>
            <wp:positionH relativeFrom="column">
              <wp:posOffset>991235</wp:posOffset>
            </wp:positionH>
            <wp:positionV relativeFrom="paragraph">
              <wp:posOffset>2175510</wp:posOffset>
            </wp:positionV>
            <wp:extent cx="4091940" cy="181610"/>
            <wp:effectExtent l="0" t="0" r="0" b="0"/>
            <wp:wrapSquare wrapText="bothSides"/>
            <wp:docPr id="40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5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992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028690" cy="2339340"/>
            <wp:effectExtent l="0" t="0" r="0" b="0"/>
            <wp:wrapSquare wrapText="bothSides"/>
            <wp:docPr id="39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4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8944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700224" behindDoc="0" locked="0" layoutInCell="1" allowOverlap="1">
            <wp:simplePos x="0" y="0"/>
            <wp:positionH relativeFrom="column">
              <wp:posOffset>1475740</wp:posOffset>
            </wp:positionH>
            <wp:positionV relativeFrom="paragraph">
              <wp:posOffset>2234565</wp:posOffset>
            </wp:positionV>
            <wp:extent cx="3444240" cy="182880"/>
            <wp:effectExtent l="0" t="0" r="0" b="0"/>
            <wp:wrapSquare wrapText="bothSides"/>
            <wp:docPr id="3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701248" behindDoc="0" locked="0" layoutInCell="1" allowOverlap="1">
            <wp:simplePos x="0" y="0"/>
            <wp:positionH relativeFrom="column">
              <wp:posOffset>1475740</wp:posOffset>
            </wp:positionH>
            <wp:positionV relativeFrom="paragraph">
              <wp:posOffset>2205990</wp:posOffset>
            </wp:positionV>
            <wp:extent cx="3444240" cy="212090"/>
            <wp:effectExtent l="0" t="0" r="0" b="0"/>
            <wp:wrapSquare wrapText="bothSides"/>
            <wp:docPr id="42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7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70227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571615" cy="2203450"/>
            <wp:effectExtent l="0" t="0" r="0" b="0"/>
            <wp:wrapSquare wrapText="bothSides"/>
            <wp:docPr id="38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1488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703296" behindDoc="0" locked="0" layoutInCell="1" allowOverlap="1">
            <wp:simplePos x="0" y="0"/>
            <wp:positionH relativeFrom="column">
              <wp:posOffset>1783715</wp:posOffset>
            </wp:positionH>
            <wp:positionV relativeFrom="paragraph">
              <wp:posOffset>2356485</wp:posOffset>
            </wp:positionV>
            <wp:extent cx="2724785" cy="382270"/>
            <wp:effectExtent l="0" t="0" r="0" b="0"/>
            <wp:wrapSquare wrapText="bothSides"/>
            <wp:docPr id="35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704320" behindDoc="0" locked="0" layoutInCell="1" allowOverlap="1">
            <wp:simplePos x="0" y="0"/>
            <wp:positionH relativeFrom="column">
              <wp:posOffset>2475230</wp:posOffset>
            </wp:positionH>
            <wp:positionV relativeFrom="paragraph">
              <wp:posOffset>2356485</wp:posOffset>
            </wp:positionV>
            <wp:extent cx="2033270" cy="382270"/>
            <wp:effectExtent l="0" t="0" r="0" b="0"/>
            <wp:wrapSquare wrapText="bothSides"/>
            <wp:docPr id="42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6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2240" w:h="15840"/>
      <w:pgMar w:top="616" w:right="645" w:bottom="511" w:left="544" w:header="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Noto Sans Symbol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line="240" w:lineRule="auto"/>
      <w:rPr>
        <w:color w:val="000000"/>
      </w:rPr>
    </w:pPr>
    <w:r>
      <w:rPr>
        <w:color w:val="000000"/>
      </w:rPr>
      <w:t>eProject: Nexus Aquarium</w:t>
    </w:r>
  </w:p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464954"/>
    <w:multiLevelType w:val="multilevel"/>
    <w:tmpl w:val="0E464954"/>
    <w:lvl w:ilvl="0" w:tentative="0">
      <w:start w:val="1"/>
      <w:numFmt w:val="decimal"/>
      <w:lvlText w:val="%1."/>
      <w:lvlJc w:val="left"/>
      <w:pPr>
        <w:ind w:left="450" w:hanging="360"/>
      </w:pPr>
    </w:lvl>
    <w:lvl w:ilvl="1" w:tentative="0">
      <w:start w:val="1"/>
      <w:numFmt w:val="lowerLetter"/>
      <w:lvlText w:val="%2."/>
      <w:lvlJc w:val="left"/>
      <w:pPr>
        <w:ind w:left="1286" w:hanging="360"/>
      </w:pPr>
    </w:lvl>
    <w:lvl w:ilvl="2" w:tentative="0">
      <w:start w:val="1"/>
      <w:numFmt w:val="lowerRoman"/>
      <w:lvlText w:val="%3."/>
      <w:lvlJc w:val="right"/>
      <w:pPr>
        <w:ind w:left="2006" w:hanging="180"/>
      </w:pPr>
    </w:lvl>
    <w:lvl w:ilvl="3" w:tentative="0">
      <w:start w:val="1"/>
      <w:numFmt w:val="decimal"/>
      <w:lvlText w:val="%4."/>
      <w:lvlJc w:val="left"/>
      <w:pPr>
        <w:ind w:left="2726" w:hanging="360"/>
      </w:pPr>
    </w:lvl>
    <w:lvl w:ilvl="4" w:tentative="0">
      <w:start w:val="1"/>
      <w:numFmt w:val="lowerLetter"/>
      <w:lvlText w:val="%5."/>
      <w:lvlJc w:val="left"/>
      <w:pPr>
        <w:ind w:left="3446" w:hanging="360"/>
      </w:pPr>
    </w:lvl>
    <w:lvl w:ilvl="5" w:tentative="0">
      <w:start w:val="1"/>
      <w:numFmt w:val="lowerRoman"/>
      <w:lvlText w:val="%6."/>
      <w:lvlJc w:val="right"/>
      <w:pPr>
        <w:ind w:left="4166" w:hanging="180"/>
      </w:pPr>
    </w:lvl>
    <w:lvl w:ilvl="6" w:tentative="0">
      <w:start w:val="1"/>
      <w:numFmt w:val="decimal"/>
      <w:lvlText w:val="%7."/>
      <w:lvlJc w:val="left"/>
      <w:pPr>
        <w:ind w:left="4886" w:hanging="360"/>
      </w:pPr>
    </w:lvl>
    <w:lvl w:ilvl="7" w:tentative="0">
      <w:start w:val="1"/>
      <w:numFmt w:val="lowerLetter"/>
      <w:lvlText w:val="%8."/>
      <w:lvlJc w:val="left"/>
      <w:pPr>
        <w:ind w:left="5606" w:hanging="360"/>
      </w:pPr>
    </w:lvl>
    <w:lvl w:ilvl="8" w:tentative="0">
      <w:start w:val="1"/>
      <w:numFmt w:val="lowerRoman"/>
      <w:lvlText w:val="%9."/>
      <w:lvlJc w:val="right"/>
      <w:pPr>
        <w:ind w:left="6326" w:hanging="180"/>
      </w:pPr>
    </w:lvl>
  </w:abstractNum>
  <w:abstractNum w:abstractNumId="1">
    <w:nsid w:val="248F3BCE"/>
    <w:multiLevelType w:val="multilevel"/>
    <w:tmpl w:val="248F3BCE"/>
    <w:lvl w:ilvl="0" w:tentative="0">
      <w:start w:val="1"/>
      <w:numFmt w:val="bullet"/>
      <w:lvlText w:val="●"/>
      <w:lvlJc w:val="left"/>
      <w:pPr>
        <w:ind w:left="117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2C25485C"/>
    <w:multiLevelType w:val="multilevel"/>
    <w:tmpl w:val="2C25485C"/>
    <w:lvl w:ilvl="0" w:tentative="0">
      <w:start w:val="1"/>
      <w:numFmt w:val="bullet"/>
      <w:lvlText w:val="●"/>
      <w:lvlJc w:val="left"/>
      <w:pPr>
        <w:ind w:left="63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●"/>
      <w:lvlJc w:val="left"/>
      <w:pPr>
        <w:ind w:left="135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●"/>
      <w:lvlJc w:val="left"/>
      <w:pPr>
        <w:ind w:left="207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79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●"/>
      <w:lvlJc w:val="left"/>
      <w:pPr>
        <w:ind w:left="351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●"/>
      <w:lvlJc w:val="left"/>
      <w:pPr>
        <w:ind w:left="423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495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567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●"/>
      <w:lvlJc w:val="left"/>
      <w:pPr>
        <w:ind w:left="6390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2EC1557A"/>
    <w:multiLevelType w:val="multilevel"/>
    <w:tmpl w:val="2EC1557A"/>
    <w:lvl w:ilvl="0" w:tentative="0">
      <w:start w:val="1"/>
      <w:numFmt w:val="bullet"/>
      <w:lvlText w:val="●"/>
      <w:lvlJc w:val="left"/>
      <w:pPr>
        <w:ind w:left="90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●"/>
      <w:lvlJc w:val="left"/>
      <w:pPr>
        <w:ind w:left="162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●"/>
      <w:lvlJc w:val="left"/>
      <w:pPr>
        <w:ind w:left="234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306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●"/>
      <w:lvlJc w:val="left"/>
      <w:pPr>
        <w:ind w:left="378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●"/>
      <w:lvlJc w:val="left"/>
      <w:pPr>
        <w:ind w:left="450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22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594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●"/>
      <w:lvlJc w:val="left"/>
      <w:pPr>
        <w:ind w:left="6660" w:hanging="360"/>
      </w:pPr>
      <w:rPr>
        <w:rFonts w:ascii="Noto Sans Symbols" w:hAnsi="Noto Sans Symbols" w:eastAsia="Noto Sans Symbols" w:cs="Noto Sans Symbols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sp">
    <w15:presenceInfo w15:providerId="None" w15:userId="asp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9A0"/>
    <w:rsid w:val="00062FC7"/>
    <w:rsid w:val="00A67E22"/>
    <w:rsid w:val="00B239A0"/>
    <w:rsid w:val="651E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18"/>
    <w:semiHidden/>
    <w:unhideWhenUsed/>
    <w:uiPriority w:val="99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11">
    <w:name w:val="footer"/>
    <w:basedOn w:val="1"/>
    <w:link w:val="20"/>
    <w:unhideWhenUsed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12">
    <w:name w:val="header"/>
    <w:basedOn w:val="1"/>
    <w:link w:val="19"/>
    <w:unhideWhenUsed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customStyle="1" w:styleId="15">
    <w:name w:val="_Style 11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styleId="17">
    <w:name w:val="No Spacing"/>
    <w:qFormat/>
    <w:uiPriority w:val="1"/>
    <w:pPr>
      <w:spacing w:line="240" w:lineRule="auto"/>
    </w:pPr>
    <w:rPr>
      <w:rFonts w:ascii="Arial" w:hAnsi="Arial" w:eastAsia="Arial" w:cs="Arial"/>
      <w:sz w:val="22"/>
      <w:szCs w:val="22"/>
      <w:lang w:val="en-US" w:eastAsia="en-US" w:bidi="ar-SA"/>
    </w:rPr>
  </w:style>
  <w:style w:type="character" w:customStyle="1" w:styleId="18">
    <w:name w:val="Balloon Text Char"/>
    <w:basedOn w:val="8"/>
    <w:link w:val="10"/>
    <w:semiHidden/>
    <w:qFormat/>
    <w:uiPriority w:val="99"/>
    <w:rPr>
      <w:rFonts w:ascii="Segoe UI" w:hAnsi="Segoe UI" w:cs="Segoe UI"/>
      <w:sz w:val="18"/>
      <w:szCs w:val="18"/>
    </w:rPr>
  </w:style>
  <w:style w:type="character" w:customStyle="1" w:styleId="19">
    <w:name w:val="Header Char"/>
    <w:basedOn w:val="8"/>
    <w:link w:val="12"/>
    <w:uiPriority w:val="99"/>
  </w:style>
  <w:style w:type="character" w:customStyle="1" w:styleId="20">
    <w:name w:val="Footer Char"/>
    <w:basedOn w:val="8"/>
    <w:link w:val="11"/>
    <w:uiPriority w:val="99"/>
  </w:style>
  <w:style w:type="table" w:customStyle="1" w:styleId="21">
    <w:name w:val="_Style 20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1" Type="http://schemas.microsoft.com/office/2011/relationships/people" Target="people.xml"/><Relationship Id="rId80" Type="http://schemas.openxmlformats.org/officeDocument/2006/relationships/fontTable" Target="fontTable.xml"/><Relationship Id="rId8" Type="http://schemas.openxmlformats.org/officeDocument/2006/relationships/image" Target="media/image2.png"/><Relationship Id="rId79" Type="http://schemas.openxmlformats.org/officeDocument/2006/relationships/customXml" Target="../customXml/item1.xml"/><Relationship Id="rId78" Type="http://schemas.openxmlformats.org/officeDocument/2006/relationships/numbering" Target="numbering.xml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d8cBGtAg/NoKI128kTY7pmyNLQ==">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848</Words>
  <Characters>4835</Characters>
  <Lines>40</Lines>
  <Paragraphs>11</Paragraphs>
  <TotalTime>0</TotalTime>
  <ScaleCrop>false</ScaleCrop>
  <LinksUpToDate>false</LinksUpToDate>
  <CharactersWithSpaces>5672</CharactersWithSpaces>
  <Application>WPS Office_11.2.0.11042_F1E327BC-269C-435d-A152-05C5408002CA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2022-02-02T08:38:00Z</dcterms:created>
  <dc:creator>asp</dc:creator>
  <cp:lastModifiedBy>hina</cp:lastModifiedBy>
  <dcterms:modified xsi:type="dcterms:W3CDTF">2022-03-29T06:30:01Z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4C2DA7ECC72E46599D13FA6B5D87DB1D</vt:lpwstr>
  </property>
</Properties>
</file>